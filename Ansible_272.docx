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Name: Roshini Joga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SJSU ID: 018221736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b w:val="1"/>
          <w:u w:val="single"/>
          <w:rtl w:val="0"/>
        </w:rPr>
        <w:t xml:space="preserve">Question: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color w:val="2d3b45"/>
        </w:rPr>
      </w:pPr>
      <w:r w:rsidDel="00000000" w:rsidR="00000000" w:rsidRPr="00000000">
        <w:rPr>
          <w:b w:val="1"/>
          <w:color w:val="2d3b45"/>
          <w:rtl w:val="0"/>
        </w:rPr>
        <w:t xml:space="preserve">Configure two VMs, VM1 and VM2 either on your own hardware, or in a cloud environment. Configure Ansible to deploy a webserver on </w:t>
      </w:r>
      <w:r w:rsidDel="00000000" w:rsidR="00000000" w:rsidRPr="00000000">
        <w:rPr>
          <w:b w:val="1"/>
          <w:i w:val="1"/>
          <w:color w:val="2d3b45"/>
          <w:rtl w:val="0"/>
        </w:rPr>
        <w:t xml:space="preserve">VM1 </w:t>
      </w:r>
      <w:r w:rsidDel="00000000" w:rsidR="00000000" w:rsidRPr="00000000">
        <w:rPr>
          <w:b w:val="1"/>
          <w:color w:val="2d3b45"/>
          <w:rtl w:val="0"/>
        </w:rPr>
        <w:t xml:space="preserve">and </w:t>
      </w:r>
      <w:r w:rsidDel="00000000" w:rsidR="00000000" w:rsidRPr="00000000">
        <w:rPr>
          <w:b w:val="1"/>
          <w:i w:val="1"/>
          <w:color w:val="2d3b45"/>
          <w:rtl w:val="0"/>
        </w:rPr>
        <w:t xml:space="preserve">VM2</w:t>
      </w:r>
      <w:r w:rsidDel="00000000" w:rsidR="00000000" w:rsidRPr="00000000">
        <w:rPr>
          <w:b w:val="1"/>
          <w:color w:val="2d3b45"/>
          <w:rtl w:val="0"/>
        </w:rPr>
        <w:t xml:space="preserve"> on port 8080 with a web page that is accessible from a web browser, and displays the message: “Hello World from SJSU-X” where X is 1 or 2 depending on which web server instance, VM1 or VM2.</w:t>
      </w:r>
    </w:p>
    <w:p w:rsidR="00000000" w:rsidDel="00000000" w:rsidP="00000000" w:rsidRDefault="00000000" w:rsidRPr="00000000" w14:paraId="00000006">
      <w:pPr>
        <w:rPr>
          <w:b w:val="1"/>
          <w:color w:val="2d3b45"/>
        </w:rPr>
      </w:pPr>
      <w:r w:rsidDel="00000000" w:rsidR="00000000" w:rsidRPr="00000000">
        <w:rPr>
          <w:b w:val="1"/>
          <w:color w:val="2d3b45"/>
          <w:rtl w:val="0"/>
        </w:rPr>
        <w:t xml:space="preserve">Include in the Ansible playbook, plays to deploy and un-deploy the webserver resources</w:t>
      </w:r>
    </w:p>
    <w:p w:rsidR="00000000" w:rsidDel="00000000" w:rsidP="00000000" w:rsidRDefault="00000000" w:rsidRPr="00000000" w14:paraId="00000007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color w:val="2d3b45"/>
          <w:sz w:val="24"/>
          <w:szCs w:val="24"/>
        </w:rPr>
      </w:pPr>
      <w:r w:rsidDel="00000000" w:rsidR="00000000" w:rsidRPr="00000000">
        <w:rPr>
          <w:color w:val="2d3b45"/>
          <w:sz w:val="24"/>
          <w:szCs w:val="24"/>
          <w:rtl w:val="0"/>
        </w:rPr>
        <w:t xml:space="preserve">Github: </w:t>
      </w:r>
      <w:hyperlink r:id="rId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 https://github.com/roshini-joga/Ansible/tree/master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color w:val="2d3b45"/>
          <w:sz w:val="24"/>
          <w:szCs w:val="24"/>
        </w:rPr>
      </w:pPr>
      <w:r w:rsidDel="00000000" w:rsidR="00000000" w:rsidRPr="00000000">
        <w:rPr>
          <w:b w:val="1"/>
          <w:color w:val="2d3b45"/>
          <w:sz w:val="24"/>
          <w:szCs w:val="24"/>
          <w:rtl w:val="0"/>
        </w:rPr>
        <w:t xml:space="preserve">Created 2 VM’s on Google Cloud Platform (GCP)</w:t>
      </w:r>
    </w:p>
    <w:p w:rsidR="00000000" w:rsidDel="00000000" w:rsidP="00000000" w:rsidRDefault="00000000" w:rsidRPr="00000000" w14:paraId="0000000B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color w:val="2d3b45"/>
          <w:sz w:val="24"/>
          <w:szCs w:val="24"/>
        </w:rPr>
      </w:pPr>
      <w:r w:rsidDel="00000000" w:rsidR="00000000" w:rsidRPr="00000000">
        <w:rPr>
          <w:color w:val="2d3b45"/>
          <w:sz w:val="24"/>
          <w:szCs w:val="24"/>
        </w:rPr>
        <w:drawing>
          <wp:inline distB="114300" distT="114300" distL="114300" distR="114300">
            <wp:extent cx="5943600" cy="3848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color w:val="2d3b45"/>
          <w:sz w:val="24"/>
          <w:szCs w:val="24"/>
        </w:rPr>
      </w:pPr>
      <w:r w:rsidDel="00000000" w:rsidR="00000000" w:rsidRPr="00000000">
        <w:rPr>
          <w:color w:val="2d3b45"/>
          <w:sz w:val="24"/>
          <w:szCs w:val="24"/>
        </w:rPr>
        <w:drawing>
          <wp:inline distB="114300" distT="114300" distL="114300" distR="114300">
            <wp:extent cx="5943600" cy="38481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b45"/>
          <w:sz w:val="24"/>
          <w:szCs w:val="24"/>
        </w:rPr>
        <w:drawing>
          <wp:inline distB="114300" distT="114300" distL="114300" distR="114300">
            <wp:extent cx="5943600" cy="38481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color w:val="2d3b45"/>
          <w:sz w:val="24"/>
          <w:szCs w:val="24"/>
        </w:rPr>
      </w:pPr>
      <w:r w:rsidDel="00000000" w:rsidR="00000000" w:rsidRPr="00000000">
        <w:rPr>
          <w:b w:val="1"/>
          <w:color w:val="2d3b45"/>
          <w:sz w:val="21"/>
          <w:szCs w:val="21"/>
          <w:rtl w:val="0"/>
        </w:rPr>
        <w:t xml:space="preserve">Adding IPs of host files create an inventory file inventory.ini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color w:val="2d3b45"/>
          <w:sz w:val="24"/>
          <w:szCs w:val="24"/>
        </w:rPr>
      </w:pPr>
      <w:r w:rsidDel="00000000" w:rsidR="00000000" w:rsidRPr="00000000">
        <w:rPr>
          <w:color w:val="2d3b45"/>
          <w:sz w:val="24"/>
          <w:szCs w:val="24"/>
        </w:rPr>
        <w:drawing>
          <wp:inline distB="114300" distT="114300" distL="114300" distR="114300">
            <wp:extent cx="5943600" cy="26797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b45"/>
          <w:sz w:val="24"/>
          <w:szCs w:val="24"/>
        </w:rPr>
        <w:drawing>
          <wp:inline distB="114300" distT="114300" distL="114300" distR="114300">
            <wp:extent cx="5943600" cy="38481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color w:val="2d3b45"/>
          <w:sz w:val="24"/>
          <w:szCs w:val="24"/>
        </w:rPr>
      </w:pPr>
      <w:r w:rsidDel="00000000" w:rsidR="00000000" w:rsidRPr="00000000">
        <w:rPr>
          <w:color w:val="2d3b45"/>
          <w:sz w:val="24"/>
          <w:szCs w:val="24"/>
        </w:rPr>
        <w:drawing>
          <wp:inline distB="114300" distT="114300" distL="114300" distR="114300">
            <wp:extent cx="5943600" cy="38481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2d3b45"/>
          <w:sz w:val="21"/>
          <w:szCs w:val="21"/>
        </w:rPr>
      </w:pPr>
      <w:r w:rsidDel="00000000" w:rsidR="00000000" w:rsidRPr="00000000">
        <w:rPr>
          <w:b w:val="1"/>
          <w:color w:val="2d3b45"/>
          <w:sz w:val="21"/>
          <w:szCs w:val="21"/>
          <w:rtl w:val="0"/>
        </w:rPr>
        <w:t xml:space="preserve">Pinging the VM’s to validate the connection using ansible.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2d3b45"/>
          <w:sz w:val="24"/>
          <w:szCs w:val="24"/>
        </w:rPr>
      </w:pPr>
      <w:r w:rsidDel="00000000" w:rsidR="00000000" w:rsidRPr="00000000">
        <w:rPr>
          <w:color w:val="2d3b45"/>
          <w:sz w:val="24"/>
          <w:szCs w:val="24"/>
        </w:rPr>
        <w:drawing>
          <wp:inline distB="114300" distT="114300" distL="114300" distR="114300">
            <wp:extent cx="5943600" cy="25273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2d3b45"/>
          <w:sz w:val="24"/>
          <w:szCs w:val="24"/>
        </w:rPr>
      </w:pPr>
      <w:r w:rsidDel="00000000" w:rsidR="00000000" w:rsidRPr="00000000">
        <w:rPr>
          <w:color w:val="2d3b45"/>
          <w:sz w:val="24"/>
          <w:szCs w:val="24"/>
        </w:rPr>
        <w:drawing>
          <wp:inline distB="114300" distT="114300" distL="114300" distR="114300">
            <wp:extent cx="5919788" cy="3756788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3756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color w:val="2d3b45"/>
          <w:sz w:val="18"/>
          <w:szCs w:val="18"/>
        </w:rPr>
      </w:pPr>
      <w:r w:rsidDel="00000000" w:rsidR="00000000" w:rsidRPr="00000000">
        <w:rPr>
          <w:b w:val="1"/>
          <w:color w:val="2d3b45"/>
          <w:sz w:val="18"/>
          <w:szCs w:val="18"/>
          <w:rtl w:val="0"/>
        </w:rPr>
        <w:t xml:space="preserve">ansible-playbook -i inventory.ini deploy_webserver.yml</w:t>
      </w:r>
    </w:p>
    <w:p w:rsidR="00000000" w:rsidDel="00000000" w:rsidP="00000000" w:rsidRDefault="00000000" w:rsidRPr="00000000" w14:paraId="0000001C">
      <w:pPr>
        <w:rPr>
          <w:color w:val="2d3b45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color w:val="2d3b45"/>
          <w:sz w:val="24"/>
          <w:szCs w:val="24"/>
        </w:rPr>
      </w:pPr>
      <w:ins w:author="Roshini Joga" w:id="0" w:date="2024-09-09T03:57:50Z">
        <w:r w:rsidDel="00000000" w:rsidR="00000000" w:rsidRPr="00000000">
          <w:rPr>
            <w:color w:val="2d3b45"/>
            <w:sz w:val="24"/>
            <w:szCs w:val="24"/>
          </w:rPr>
          <w:drawing>
            <wp:inline distB="114300" distT="114300" distL="114300" distR="114300">
              <wp:extent cx="5943600" cy="3848100"/>
              <wp:effectExtent b="0" l="0" r="0" t="0"/>
              <wp:docPr id="4" name="image15.png"/>
              <a:graphic>
                <a:graphicData uri="http://schemas.openxmlformats.org/drawingml/2006/picture">
                  <pic:pic>
                    <pic:nvPicPr>
                      <pic:cNvPr id="0" name="image15.png"/>
                      <pic:cNvPicPr preferRelativeResize="0"/>
                    </pic:nvPicPr>
                    <pic:blipFill>
                      <a:blip r:embed="rId1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8481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ins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color w:val="2d3b45"/>
          <w:sz w:val="24"/>
          <w:szCs w:val="24"/>
        </w:rPr>
      </w:pPr>
      <w:r w:rsidDel="00000000" w:rsidR="00000000" w:rsidRPr="00000000">
        <w:rPr>
          <w:color w:val="2d3b45"/>
          <w:sz w:val="24"/>
          <w:szCs w:val="24"/>
        </w:rPr>
        <w:drawing>
          <wp:inline distB="114300" distT="114300" distL="114300" distR="114300">
            <wp:extent cx="5943600" cy="30480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d3b45"/>
          <w:sz w:val="24"/>
          <w:szCs w:val="24"/>
        </w:rPr>
        <w:drawing>
          <wp:inline distB="114300" distT="114300" distL="114300" distR="114300">
            <wp:extent cx="5943600" cy="31623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2d3b45"/>
          <w:sz w:val="24"/>
          <w:szCs w:val="24"/>
        </w:rPr>
      </w:pPr>
      <w:r w:rsidDel="00000000" w:rsidR="00000000" w:rsidRPr="00000000">
        <w:rPr>
          <w:color w:val="2d3b45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2d3b45"/>
          <w:sz w:val="18"/>
          <w:szCs w:val="18"/>
        </w:rPr>
      </w:pPr>
      <w:r w:rsidDel="00000000" w:rsidR="00000000" w:rsidRPr="00000000">
        <w:rPr>
          <w:color w:val="2d3b45"/>
          <w:sz w:val="24"/>
          <w:szCs w:val="24"/>
          <w:rtl w:val="0"/>
        </w:rPr>
        <w:t xml:space="preserve">Deploying servers: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2d3b45"/>
          <w:sz w:val="24"/>
          <w:szCs w:val="24"/>
        </w:rPr>
      </w:pPr>
      <w:r w:rsidDel="00000000" w:rsidR="00000000" w:rsidRPr="00000000">
        <w:rPr>
          <w:color w:val="2d3b45"/>
          <w:sz w:val="24"/>
          <w:szCs w:val="24"/>
        </w:rPr>
        <w:drawing>
          <wp:inline distB="114300" distT="114300" distL="114300" distR="114300">
            <wp:extent cx="5943600" cy="25273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color w:val="2d3b45"/>
          <w:sz w:val="24"/>
          <w:szCs w:val="24"/>
        </w:rPr>
      </w:pPr>
      <w:r w:rsidDel="00000000" w:rsidR="00000000" w:rsidRPr="00000000">
        <w:rPr>
          <w:color w:val="2d3b45"/>
          <w:sz w:val="24"/>
          <w:szCs w:val="24"/>
          <w:rtl w:val="0"/>
        </w:rPr>
        <w:t xml:space="preserve">Undeploying the servers:</w:t>
      </w:r>
    </w:p>
    <w:p w:rsidR="00000000" w:rsidDel="00000000" w:rsidP="00000000" w:rsidRDefault="00000000" w:rsidRPr="00000000" w14:paraId="0000002E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color w:val="2d3b45"/>
          <w:sz w:val="24"/>
          <w:szCs w:val="24"/>
        </w:rPr>
      </w:pPr>
      <w:r w:rsidDel="00000000" w:rsidR="00000000" w:rsidRPr="00000000">
        <w:rPr>
          <w:color w:val="2d3b45"/>
          <w:sz w:val="24"/>
          <w:szCs w:val="24"/>
        </w:rPr>
        <w:drawing>
          <wp:inline distB="114300" distT="114300" distL="114300" distR="114300">
            <wp:extent cx="5943600" cy="35306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color w:val="2d3b45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color w:val="2d3b45"/>
          <w:sz w:val="24"/>
          <w:szCs w:val="24"/>
        </w:rPr>
      </w:pPr>
      <w:r w:rsidDel="00000000" w:rsidR="00000000" w:rsidRPr="00000000">
        <w:rPr>
          <w:color w:val="2d3b45"/>
          <w:sz w:val="24"/>
          <w:szCs w:val="24"/>
        </w:rPr>
        <w:drawing>
          <wp:inline distB="114300" distT="114300" distL="114300" distR="114300">
            <wp:extent cx="5943600" cy="34290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11.png"/><Relationship Id="rId10" Type="http://schemas.openxmlformats.org/officeDocument/2006/relationships/image" Target="media/image6.png"/><Relationship Id="rId21" Type="http://schemas.openxmlformats.org/officeDocument/2006/relationships/image" Target="media/image8.png"/><Relationship Id="rId13" Type="http://schemas.openxmlformats.org/officeDocument/2006/relationships/image" Target="media/image10.png"/><Relationship Id="rId12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15.png"/><Relationship Id="rId14" Type="http://schemas.openxmlformats.org/officeDocument/2006/relationships/image" Target="media/image2.png"/><Relationship Id="rId17" Type="http://schemas.openxmlformats.org/officeDocument/2006/relationships/image" Target="media/image3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hyperlink" Target="https://github.com/roshini-joga/Ansible/tree/master" TargetMode="External"/><Relationship Id="rId18" Type="http://schemas.openxmlformats.org/officeDocument/2006/relationships/image" Target="media/image1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